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1.xml"/>
  <Override ContentType="application/vnd.openxmlformats-officedocument.drawingml.chart+xml" PartName="/word/charts/chart1.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387340" cy="1889760"/>
            <wp:effectExtent b="0" l="0" r="0" t="0"/>
            <wp:docPr id="1588174437"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538734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Department of Electrical and Computer Engineering</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ENCS3320 - Computer Networks</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Summer Semester 2023/2024</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Project#1: Socket Programming</w: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Prepared by: </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Mouath Masalmah - 1220179</w:t>
      </w:r>
    </w:p>
    <w:p w:rsidR="00000000" w:rsidDel="00000000" w:rsidP="00000000" w:rsidRDefault="00000000" w:rsidRPr="00000000" w14:paraId="0000000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Zaid Mousa - 1221833</w:t>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Bahaa Bani Shamsaa - 1220252</w:t>
      </w:r>
    </w:p>
    <w:p w:rsidR="00000000" w:rsidDel="00000000" w:rsidP="00000000" w:rsidRDefault="00000000" w:rsidRPr="00000000" w14:paraId="0000000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Instructor: </w:t>
      </w:r>
      <w:r w:rsidDel="00000000" w:rsidR="00000000" w:rsidRPr="00000000">
        <w:rPr>
          <w:rFonts w:ascii="Times New Roman" w:cs="Times New Roman" w:eastAsia="Times New Roman" w:hAnsi="Times New Roman"/>
          <w:sz w:val="32"/>
          <w:szCs w:val="32"/>
          <w:rtl w:val="0"/>
        </w:rPr>
        <w:t xml:space="preserve">Dr.Ibrahim Nemers</w:t>
      </w:r>
    </w:p>
    <w:p w:rsidR="00000000" w:rsidDel="00000000" w:rsidP="00000000" w:rsidRDefault="00000000" w:rsidRPr="00000000" w14:paraId="0000000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Section: </w:t>
      </w:r>
      <w:r w:rsidDel="00000000" w:rsidR="00000000" w:rsidRPr="00000000">
        <w:rPr>
          <w:rFonts w:ascii="Times New Roman" w:cs="Times New Roman" w:eastAsia="Times New Roman" w:hAnsi="Times New Roman"/>
          <w:sz w:val="32"/>
          <w:szCs w:val="32"/>
          <w:rtl w:val="0"/>
        </w:rPr>
        <w:t xml:space="preserve">SECTION_1</w:t>
      </w:r>
    </w:p>
    <w:p w:rsidR="00000000" w:rsidDel="00000000" w:rsidP="00000000" w:rsidRDefault="00000000" w:rsidRPr="00000000" w14:paraId="0000000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pStyle w:val="Heading1"/>
        <w:rPr>
          <w:rFonts w:ascii="Times New Roman" w:cs="Times New Roman" w:eastAsia="Times New Roman" w:hAnsi="Times New Roman"/>
        </w:rPr>
      </w:pPr>
      <w:bookmarkStart w:colFirst="0" w:colLast="0" w:name="_heading=h.2zhvywh5z41d" w:id="0"/>
      <w:bookmarkEnd w:id="0"/>
      <w:r w:rsidDel="00000000" w:rsidR="00000000" w:rsidRPr="00000000">
        <w:rPr>
          <w:rFonts w:ascii="Times New Roman" w:cs="Times New Roman" w:eastAsia="Times New Roman" w:hAnsi="Times New Roman"/>
          <w:rtl w:val="0"/>
        </w:rPr>
        <w:t xml:space="preserve">Task 0:</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sdt>
      <w:sdtPr>
        <w:lock w:val="contentLocked"/>
        <w:tag w:val="goog_rdk_0"/>
      </w:sdtPr>
      <w:sdtContent>
        <w:tbl>
          <w:tblPr>
            <w:tblStyle w:val="Table1"/>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875"/>
            <w:gridCol w:w="1350"/>
            <w:gridCol w:w="1335"/>
            <w:gridCol w:w="1320"/>
            <w:gridCol w:w="1170"/>
            <w:gridCol w:w="810"/>
            <w:tblGridChange w:id="0">
              <w:tblGrid>
                <w:gridCol w:w="870"/>
                <w:gridCol w:w="1875"/>
                <w:gridCol w:w="1350"/>
                <w:gridCol w:w="1335"/>
                <w:gridCol w:w="1320"/>
                <w:gridCol w:w="1170"/>
                <w:gridCol w:w="810"/>
              </w:tblGrid>
            </w:tblGridChange>
          </w:tblGrid>
          <w:tr>
            <w:trPr>
              <w:cantSplit w:val="0"/>
              <w:trHeight w:val="687.1093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Subnet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hd w:fill="b7b7b7" w:val="clear"/>
                  </w:rPr>
                </w:pPr>
                <w:r w:rsidDel="00000000" w:rsidR="00000000" w:rsidRPr="00000000">
                  <w:rPr>
                    <w:rFonts w:ascii="Times New Roman" w:cs="Times New Roman" w:eastAsia="Times New Roman" w:hAnsi="Times New Roman"/>
                    <w:b w:val="1"/>
                    <w:rtl w:val="0"/>
                  </w:rPr>
                  <w:t xml:space="preserve">Subnet Mask “/x”</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hd w:fill="b7b7b7" w:val="clear"/>
                    <w:rtl w:val="0"/>
                  </w:rPr>
                  <w:t xml:space="preserv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Network IP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Broadcast IP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First IP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IP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#hosts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255.255.255.224/27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255.255.255.196/26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255.255.255.224/27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255.255.255.240/28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R0-R1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255.255.255.252/30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R0-R3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255.255.255.252/30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R1-R2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255.255.255.252/30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R2-R3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255.255.255.252/30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179.01.8.155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bl>
      </w:sdtContent>
    </w:sdt>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pStyle w:val="Heading2"/>
        <w:rPr>
          <w:rFonts w:ascii="Times New Roman" w:cs="Times New Roman" w:eastAsia="Times New Roman" w:hAnsi="Times New Roman"/>
        </w:rPr>
      </w:pPr>
      <w:bookmarkStart w:colFirst="0" w:colLast="0" w:name="_heading=h.ophyg0lo6uk9" w:id="1"/>
      <w:bookmarkEnd w:id="1"/>
      <w:r w:rsidDel="00000000" w:rsidR="00000000" w:rsidRPr="00000000">
        <w:rPr>
          <w:rFonts w:ascii="Times New Roman" w:cs="Times New Roman" w:eastAsia="Times New Roman" w:hAnsi="Times New Roman"/>
          <w:rtl w:val="0"/>
        </w:rPr>
        <w:t xml:space="preserve">Part1:</w:t>
      </w:r>
    </w:p>
    <w:p w:rsidR="00000000" w:rsidDel="00000000" w:rsidP="00000000" w:rsidRDefault="00000000" w:rsidRPr="00000000" w14:paraId="000000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3"/>
        <w:ind w:left="720" w:firstLine="0"/>
        <w:rPr>
          <w:rFonts w:ascii="Times New Roman" w:cs="Times New Roman" w:eastAsia="Times New Roman" w:hAnsi="Times New Roman"/>
        </w:rPr>
      </w:pPr>
      <w:bookmarkStart w:colFirst="0" w:colLast="0" w:name="_heading=h.ya7wvt4i7jz2" w:id="2"/>
      <w:bookmarkEnd w:id="2"/>
      <w:r w:rsidDel="00000000" w:rsidR="00000000" w:rsidRPr="00000000">
        <w:rPr>
          <w:rFonts w:ascii="Times New Roman" w:cs="Times New Roman" w:eastAsia="Times New Roman" w:hAnsi="Times New Roman"/>
          <w:rtl w:val="0"/>
        </w:rPr>
        <w:t xml:space="preserve">1.How we define IP</w:t>
      </w:r>
    </w:p>
    <w:p w:rsidR="00000000" w:rsidDel="00000000" w:rsidP="00000000" w:rsidRDefault="00000000" w:rsidRPr="00000000" w14:paraId="00000062">
      <w:pPr>
        <w:numPr>
          <w:ilvl w:val="0"/>
          <w:numId w:val="5"/>
        </w:numPr>
        <w:ind w:left="720" w:hanging="360"/>
        <w:rPr>
          <w:u w:val="none"/>
        </w:rPr>
      </w:pPr>
      <w:r w:rsidDel="00000000" w:rsidR="00000000" w:rsidRPr="00000000">
        <w:rPr>
          <w:rFonts w:ascii="Times New Roman" w:cs="Times New Roman" w:eastAsia="Times New Roman" w:hAnsi="Times New Roman"/>
          <w:rtl w:val="0"/>
        </w:rPr>
        <w:t xml:space="preserve">We used the IP of one of the members, which is IP 1220179, where we took the last 2 bits and put them first (ex: </w:t>
      </w: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color w:val="ff0000"/>
          <w:sz w:val="20"/>
          <w:szCs w:val="20"/>
          <w:rtl w:val="0"/>
        </w:rPr>
        <w:t xml:space="preserve">79</w:t>
      </w:r>
      <w:r w:rsidDel="00000000" w:rsidR="00000000" w:rsidRPr="00000000">
        <w:rPr>
          <w:rFonts w:ascii="Times New Roman" w:cs="Times New Roman" w:eastAsia="Times New Roman" w:hAnsi="Times New Roman"/>
          <w:sz w:val="20"/>
          <w:szCs w:val="20"/>
          <w:rtl w:val="0"/>
        </w:rPr>
        <w:t xml:space="preserve">.01.8.64</w:t>
      </w:r>
      <w:r w:rsidDel="00000000" w:rsidR="00000000" w:rsidRPr="00000000">
        <w:rPr>
          <w:rFonts w:ascii="Times New Roman" w:cs="Times New Roman" w:eastAsia="Times New Roman" w:hAnsi="Times New Roman"/>
          <w:rtl w:val="0"/>
        </w:rPr>
        <w:t xml:space="preserve">) and took the 2 before the last and put them in the second (ex: </w:t>
      </w: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20"/>
          <w:szCs w:val="20"/>
          <w:rtl w:val="0"/>
        </w:rPr>
        <w:t xml:space="preserve">79</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ff0000"/>
          <w:sz w:val="20"/>
          <w:szCs w:val="20"/>
          <w:rtl w:val="0"/>
        </w:rPr>
        <w:t xml:space="preserve">01</w:t>
      </w:r>
      <w:r w:rsidDel="00000000" w:rsidR="00000000" w:rsidRPr="00000000">
        <w:rPr>
          <w:rFonts w:ascii="Times New Roman" w:cs="Times New Roman" w:eastAsia="Times New Roman" w:hAnsi="Times New Roman"/>
          <w:sz w:val="20"/>
          <w:szCs w:val="20"/>
          <w:rtl w:val="0"/>
        </w:rPr>
        <w:t xml:space="preserve">.8.64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pStyle w:val="Heading3"/>
        <w:ind w:left="720" w:firstLine="0"/>
        <w:rPr>
          <w:rFonts w:ascii="Times New Roman" w:cs="Times New Roman" w:eastAsia="Times New Roman" w:hAnsi="Times New Roman"/>
        </w:rPr>
      </w:pPr>
      <w:bookmarkStart w:colFirst="0" w:colLast="0" w:name="_heading=h.9d7nm0g21j9i" w:id="3"/>
      <w:bookmarkEnd w:id="3"/>
      <w:r w:rsidDel="00000000" w:rsidR="00000000" w:rsidRPr="00000000">
        <w:rPr>
          <w:rFonts w:ascii="Times New Roman" w:cs="Times New Roman" w:eastAsia="Times New Roman" w:hAnsi="Times New Roman"/>
          <w:rtl w:val="0"/>
        </w:rPr>
        <w:t xml:space="preserve">2.IPv4</w:t>
      </w:r>
    </w:p>
    <w:p w:rsidR="00000000" w:rsidDel="00000000" w:rsidP="00000000" w:rsidRDefault="00000000" w:rsidRPr="00000000" w14:paraId="0000006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Protocol version 4 ( IPv4 ): is a core system that enables communication between devices on the Internet. It uses 32-bit addresses, allowing for about 4.3 billion unique combinations. These addresses are typically written as four numbers separated by dots, like `179.01.x.x`, where each number can range from 0 to 255.</w:t>
      </w:r>
    </w:p>
    <w:p w:rsidR="00000000" w:rsidDel="00000000" w:rsidP="00000000" w:rsidRDefault="00000000" w:rsidRPr="00000000" w14:paraId="00000066">
      <w:pPr>
        <w:pStyle w:val="Heading3"/>
        <w:ind w:left="720" w:firstLine="0"/>
        <w:rPr>
          <w:rFonts w:ascii="Times New Roman" w:cs="Times New Roman" w:eastAsia="Times New Roman" w:hAnsi="Times New Roman"/>
        </w:rPr>
      </w:pPr>
      <w:bookmarkStart w:colFirst="0" w:colLast="0" w:name="_heading=h.tb2gsqv8rw31" w:id="4"/>
      <w:bookmarkEnd w:id="4"/>
      <w:r w:rsidDel="00000000" w:rsidR="00000000" w:rsidRPr="00000000">
        <w:rPr>
          <w:rFonts w:ascii="Times New Roman" w:cs="Times New Roman" w:eastAsia="Times New Roman" w:hAnsi="Times New Roman"/>
          <w:rtl w:val="0"/>
        </w:rPr>
        <w:t xml:space="preserve">3.The </w:t>
      </w:r>
      <w:r w:rsidDel="00000000" w:rsidR="00000000" w:rsidRPr="00000000">
        <w:rPr>
          <w:rFonts w:ascii="Times New Roman" w:cs="Times New Roman" w:eastAsia="Times New Roman" w:hAnsi="Times New Roman"/>
          <w:rtl w:val="0"/>
        </w:rPr>
        <w:t xml:space="preserve">Network Part</w:t>
      </w:r>
      <w:r w:rsidDel="00000000" w:rsidR="00000000" w:rsidRPr="00000000">
        <w:rPr>
          <w:rtl w:val="0"/>
        </w:rPr>
      </w:r>
    </w:p>
    <w:p w:rsidR="00000000" w:rsidDel="00000000" w:rsidP="00000000" w:rsidRDefault="00000000" w:rsidRPr="00000000" w14:paraId="00000067">
      <w:pPr>
        <w:numPr>
          <w:ilvl w:val="0"/>
          <w:numId w:val="4"/>
        </w:numPr>
        <w:ind w:left="720" w:hanging="360"/>
        <w:rPr>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Network Part</w:t>
      </w:r>
      <w:r w:rsidDel="00000000" w:rsidR="00000000" w:rsidRPr="00000000">
        <w:rPr>
          <w:rFonts w:ascii="Times New Roman" w:cs="Times New Roman" w:eastAsia="Times New Roman" w:hAnsi="Times New Roman"/>
          <w:rtl w:val="0"/>
        </w:rPr>
        <w:t xml:space="preserve"> of an IP address identifies which network a device is on. Routers use this part to send data to the correct network. For example, in `179.01.8.1` with the subnet mask `255.255.255.0`, the first two numbers `179.01` are the network part.</w:t>
      </w:r>
    </w:p>
    <w:p w:rsidR="00000000" w:rsidDel="00000000" w:rsidP="00000000" w:rsidRDefault="00000000" w:rsidRPr="00000000" w14:paraId="0000006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3"/>
        <w:ind w:left="720" w:firstLine="0"/>
        <w:rPr>
          <w:rFonts w:ascii="Times New Roman" w:cs="Times New Roman" w:eastAsia="Times New Roman" w:hAnsi="Times New Roman"/>
        </w:rPr>
      </w:pPr>
      <w:bookmarkStart w:colFirst="0" w:colLast="0" w:name="_heading=h.53jjde8hvdim" w:id="5"/>
      <w:bookmarkEnd w:id="5"/>
      <w:r w:rsidDel="00000000" w:rsidR="00000000" w:rsidRPr="00000000">
        <w:rPr>
          <w:rFonts w:ascii="Times New Roman" w:cs="Times New Roman" w:eastAsia="Times New Roman" w:hAnsi="Times New Roman"/>
          <w:rtl w:val="0"/>
        </w:rPr>
        <w:t xml:space="preserve">4.The </w:t>
      </w:r>
      <w:r w:rsidDel="00000000" w:rsidR="00000000" w:rsidRPr="00000000">
        <w:rPr>
          <w:rFonts w:ascii="Times New Roman" w:cs="Times New Roman" w:eastAsia="Times New Roman" w:hAnsi="Times New Roman"/>
          <w:rtl w:val="0"/>
        </w:rPr>
        <w:t xml:space="preserve">Host Part</w:t>
      </w:r>
      <w:r w:rsidDel="00000000" w:rsidR="00000000" w:rsidRPr="00000000">
        <w:rPr>
          <w:rtl w:val="0"/>
        </w:rPr>
      </w:r>
    </w:p>
    <w:p w:rsidR="00000000" w:rsidDel="00000000" w:rsidP="00000000" w:rsidRDefault="00000000" w:rsidRPr="00000000" w14:paraId="0000006A">
      <w:pPr>
        <w:numPr>
          <w:ilvl w:val="0"/>
          <w:numId w:val="1"/>
        </w:numPr>
        <w:ind w:left="720" w:hanging="360"/>
        <w:rPr>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Host Part</w:t>
      </w:r>
      <w:r w:rsidDel="00000000" w:rsidR="00000000" w:rsidRPr="00000000">
        <w:rPr>
          <w:rFonts w:ascii="Times New Roman" w:cs="Times New Roman" w:eastAsia="Times New Roman" w:hAnsi="Times New Roman"/>
          <w:rtl w:val="0"/>
        </w:rPr>
        <w:t xml:space="preserve"> pinpoints the specific device within that network. It’s unique to each device on the same network. In the same example, `8.1` is the host part, identifying the particular device.</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Heading2"/>
        <w:rPr>
          <w:rFonts w:ascii="Times New Roman" w:cs="Times New Roman" w:eastAsia="Times New Roman" w:hAnsi="Times New Roman"/>
        </w:rPr>
      </w:pPr>
      <w:bookmarkStart w:colFirst="0" w:colLast="0" w:name="_heading=h.bkk3sq1aoi9s" w:id="6"/>
      <w:bookmarkEnd w:id="6"/>
      <w:r w:rsidDel="00000000" w:rsidR="00000000" w:rsidRPr="00000000">
        <w:rPr>
          <w:rFonts w:ascii="Times New Roman" w:cs="Times New Roman" w:eastAsia="Times New Roman" w:hAnsi="Times New Roman"/>
          <w:rtl w:val="0"/>
        </w:rPr>
        <w:t xml:space="preserve">Part2:</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Identify the Required Subnets:</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Start by identifying the number of subnets required and the number of hosts needed in each subnet. In this case, we have four main subnets (NET 1, NET 2, NET 3, NET 4) and four point-to-point links (R0-R1 LINK, R0-R3 LINK, R1-R2 LINK, R2-R3 LINK).</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Determine the Subnet Mask:</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Based on the number of hosts required, select the appropriate subnet mask.</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For example: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NET 1:</w:t>
      </w:r>
      <w:r w:rsidDel="00000000" w:rsidR="00000000" w:rsidRPr="00000000">
        <w:rPr>
          <w:rFonts w:ascii="Times New Roman" w:cs="Times New Roman" w:eastAsia="Times New Roman" w:hAnsi="Times New Roman"/>
          <w:rtl w:val="0"/>
        </w:rPr>
        <w:t xml:space="preserve"> Requires 30 hosts, so a /27 subnet mask (255.255.255.224) is suitable.</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NET 2:</w:t>
      </w:r>
      <w:r w:rsidDel="00000000" w:rsidR="00000000" w:rsidRPr="00000000">
        <w:rPr>
          <w:rFonts w:ascii="Times New Roman" w:cs="Times New Roman" w:eastAsia="Times New Roman" w:hAnsi="Times New Roman"/>
          <w:rtl w:val="0"/>
        </w:rPr>
        <w:t xml:space="preserve"> Requires 60 hosts, so a /26 subnet mask (255.255.255.192) is suitable.</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Point-to-Point Links:</w:t>
      </w:r>
      <w:r w:rsidDel="00000000" w:rsidR="00000000" w:rsidRPr="00000000">
        <w:rPr>
          <w:rFonts w:ascii="Times New Roman" w:cs="Times New Roman" w:eastAsia="Times New Roman" w:hAnsi="Times New Roman"/>
          <w:rtl w:val="0"/>
        </w:rPr>
        <w:t xml:space="preserve"> Require 2 hosts each, so a /30 subnet mask (255.255.255.252) is appropriate.</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Calculate Network, Broadcast, and Usable IP Addresses:</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Using the subnet mask, calculate the network address, broadcast address, and the range of usable IP addresses for each subnet.</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For example, for </w:t>
      </w:r>
      <w:r w:rsidDel="00000000" w:rsidR="00000000" w:rsidRPr="00000000">
        <w:rPr>
          <w:rFonts w:ascii="Times New Roman" w:cs="Times New Roman" w:eastAsia="Times New Roman" w:hAnsi="Times New Roman"/>
          <w:b w:val="1"/>
          <w:rtl w:val="0"/>
        </w:rPr>
        <w:t xml:space="preserve">NET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Network IP: 179.01.8.64</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Broadcast IP: 179.01.8.95</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Usable IPs: 179.01.8.65 to 179.01.8.94</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Fill in the Table:</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For each subnet, fill in the table with the calculated values. Ensure the broadcast IP is correct, and the first and last usable IPs are within the correct range.</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b w:val="1"/>
          <w:rtl w:val="0"/>
        </w:rPr>
        <w:t xml:space="preserve">Verify IP Allocation: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Double-check that no IP addresses overlap between subnets and that all IPs are accounted for.</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5" name="image51.jpg"/>
            <a:graphic>
              <a:graphicData uri="http://schemas.openxmlformats.org/drawingml/2006/picture">
                <pic:pic>
                  <pic:nvPicPr>
                    <pic:cNvPr id="0" name="image51.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rPr>
          <w:rFonts w:ascii="Times New Roman" w:cs="Times New Roman" w:eastAsia="Times New Roman" w:hAnsi="Times New Roman"/>
        </w:rPr>
      </w:pPr>
      <w:bookmarkStart w:colFirst="0" w:colLast="0" w:name="_heading=h.nup10ac6nwxt" w:id="7"/>
      <w:bookmarkEnd w:id="7"/>
      <w:r w:rsidDel="00000000" w:rsidR="00000000" w:rsidRPr="00000000">
        <w:rPr>
          <w:rFonts w:ascii="Times New Roman" w:cs="Times New Roman" w:eastAsia="Times New Roman" w:hAnsi="Times New Roman"/>
          <w:rtl w:val="0"/>
        </w:rPr>
        <w:t xml:space="preserve">Part3:</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9" name="image20.jpg"/>
            <a:graphic>
              <a:graphicData uri="http://schemas.openxmlformats.org/drawingml/2006/picture">
                <pic:pic>
                  <pic:nvPicPr>
                    <pic:cNvPr id="0" name="image20.jpg"/>
                    <pic:cNvPicPr preferRelativeResize="0"/>
                  </pic:nvPicPr>
                  <pic:blipFill>
                    <a:blip r:embed="rId9"/>
                    <a:srcRect b="6" l="0" r="0" t="6"/>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9" name="image52.jpg"/>
            <a:graphic>
              <a:graphicData uri="http://schemas.openxmlformats.org/drawingml/2006/picture">
                <pic:pic>
                  <pic:nvPicPr>
                    <pic:cNvPr id="0" name="image52.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9"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7" name="image55.jpg"/>
            <a:graphic>
              <a:graphicData uri="http://schemas.openxmlformats.org/drawingml/2006/picture">
                <pic:pic>
                  <pic:nvPicPr>
                    <pic:cNvPr id="0" name="image55.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71"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1"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1"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6" name="image68.jpg"/>
            <a:graphic>
              <a:graphicData uri="http://schemas.openxmlformats.org/drawingml/2006/picture">
                <pic:pic>
                  <pic:nvPicPr>
                    <pic:cNvPr id="0" name="image68.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45"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8"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6"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4"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7"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7" name="image49.jpg"/>
            <a:graphic>
              <a:graphicData uri="http://schemas.openxmlformats.org/drawingml/2006/picture">
                <pic:pic>
                  <pic:nvPicPr>
                    <pic:cNvPr id="0" name="image49.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79"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1"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3"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0"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41" name="image56.jpg"/>
            <a:graphic>
              <a:graphicData uri="http://schemas.openxmlformats.org/drawingml/2006/picture">
                <pic:pic>
                  <pic:nvPicPr>
                    <pic:cNvPr id="0" name="image56.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images are to display the details of each device on the network and these details are </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IP Configuration, IP Address, Subnet Mask, Default Gateway, DNS Server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1"/>
        <w:rPr>
          <w:rFonts w:ascii="Times New Roman" w:cs="Times New Roman" w:eastAsia="Times New Roman" w:hAnsi="Times New Roman"/>
        </w:rPr>
      </w:pPr>
      <w:bookmarkStart w:colFirst="0" w:colLast="0" w:name="_heading=h.dim0bnj50154" w:id="8"/>
      <w:bookmarkEnd w:id="8"/>
      <w:r w:rsidDel="00000000" w:rsidR="00000000" w:rsidRPr="00000000">
        <w:rPr>
          <w:rFonts w:ascii="Times New Roman" w:cs="Times New Roman" w:eastAsia="Times New Roman" w:hAnsi="Times New Roman"/>
          <w:rtl w:val="0"/>
        </w:rPr>
        <w:t xml:space="preserve">Task 1:</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rPr/>
      </w:pPr>
      <w:bookmarkStart w:colFirst="0" w:colLast="0" w:name="_heading=h.2c4997fbu2ke" w:id="9"/>
      <w:bookmarkEnd w:id="9"/>
      <w:r w:rsidDel="00000000" w:rsidR="00000000" w:rsidRPr="00000000">
        <w:rPr>
          <w:rtl w:val="0"/>
        </w:rPr>
        <w:t xml:space="preserve">Part1:</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9" name="image36.jpg"/>
            <a:graphic>
              <a:graphicData uri="http://schemas.openxmlformats.org/drawingml/2006/picture">
                <pic:pic>
                  <pic:nvPicPr>
                    <pic:cNvPr id="0" name="image36.jp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 end device ) tap</w:t>
      </w:r>
    </w:p>
    <w:p w:rsidR="00000000" w:rsidDel="00000000" w:rsidP="00000000" w:rsidRDefault="00000000" w:rsidRPr="00000000" w14:paraId="000000F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39" name="image74.jpg"/>
            <a:graphic>
              <a:graphicData uri="http://schemas.openxmlformats.org/drawingml/2006/picture">
                <pic:pic>
                  <pic:nvPicPr>
                    <pic:cNvPr id="0" name="image74.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any ( end device ) and put it where are you want</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9" name="image20.jpg"/>
            <a:graphic>
              <a:graphicData uri="http://schemas.openxmlformats.org/drawingml/2006/picture">
                <pic:pic>
                  <pic:nvPicPr>
                    <pic:cNvPr id="0" name="image20.jpg"/>
                    <pic:cNvPicPr preferRelativeResize="0"/>
                  </pic:nvPicPr>
                  <pic:blipFill>
                    <a:blip r:embed="rId9"/>
                    <a:srcRect b="6" l="0" r="0" t="6"/>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3" name="image52.jpg"/>
            <a:graphic>
              <a:graphicData uri="http://schemas.openxmlformats.org/drawingml/2006/picture">
                <pic:pic>
                  <pic:nvPicPr>
                    <pic:cNvPr id="0" name="image52.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2"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5" name="image55.jpg"/>
            <a:graphic>
              <a:graphicData uri="http://schemas.openxmlformats.org/drawingml/2006/picture">
                <pic:pic>
                  <pic:nvPicPr>
                    <pic:cNvPr id="0" name="image55.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72"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2"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33" name="image68.jpg"/>
            <a:graphic>
              <a:graphicData uri="http://schemas.openxmlformats.org/drawingml/2006/picture">
                <pic:pic>
                  <pic:nvPicPr>
                    <pic:cNvPr id="0" name="image68.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3"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2"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2"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44"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8"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5"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4" name="image49.jpg"/>
            <a:graphic>
              <a:graphicData uri="http://schemas.openxmlformats.org/drawingml/2006/picture">
                <pic:pic>
                  <pic:nvPicPr>
                    <pic:cNvPr id="0" name="image49.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7"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4"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7"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3"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6" name="image56.jpg"/>
            <a:graphic>
              <a:graphicData uri="http://schemas.openxmlformats.org/drawingml/2006/picture">
                <pic:pic>
                  <pic:nvPicPr>
                    <pic:cNvPr id="0" name="image56.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we set IP Addresses:</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Click on a device.</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Go to the </w:t>
      </w:r>
      <w:r w:rsidDel="00000000" w:rsidR="00000000" w:rsidRPr="00000000">
        <w:rPr>
          <w:rFonts w:ascii="Times New Roman" w:cs="Times New Roman" w:eastAsia="Times New Roman" w:hAnsi="Times New Roman"/>
          <w:b w:val="1"/>
          <w:rtl w:val="0"/>
        </w:rPr>
        <w:t xml:space="preserve">Desktop</w:t>
      </w:r>
      <w:r w:rsidDel="00000000" w:rsidR="00000000" w:rsidRPr="00000000">
        <w:rPr>
          <w:rFonts w:ascii="Times New Roman" w:cs="Times New Roman" w:eastAsia="Times New Roman" w:hAnsi="Times New Roman"/>
          <w:rtl w:val="0"/>
        </w:rPr>
        <w:t xml:space="preserve"> tab, select </w:t>
      </w:r>
      <w:r w:rsidDel="00000000" w:rsidR="00000000" w:rsidRPr="00000000">
        <w:rPr>
          <w:rFonts w:ascii="Times New Roman" w:cs="Times New Roman" w:eastAsia="Times New Roman" w:hAnsi="Times New Roman"/>
          <w:b w:val="1"/>
          <w:rtl w:val="0"/>
        </w:rPr>
        <w:t xml:space="preserve">IP Configuration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Enter the IP address, subnet mask, and gateway.</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Style w:val="Heading2"/>
        <w:rPr/>
      </w:pPr>
      <w:bookmarkStart w:colFirst="0" w:colLast="0" w:name="_heading=h.c28v5oz2eury" w:id="10"/>
      <w:bookmarkEnd w:id="10"/>
      <w:r w:rsidDel="00000000" w:rsidR="00000000" w:rsidRPr="00000000">
        <w:rPr>
          <w:rtl w:val="0"/>
        </w:rPr>
        <w:t xml:space="preserve">Part2:</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43" name="image73.jpg"/>
            <a:graphic>
              <a:graphicData uri="http://schemas.openxmlformats.org/drawingml/2006/picture">
                <pic:pic>
                  <pic:nvPicPr>
                    <pic:cNvPr id="0" name="image73.jp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 router ) tap</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0" name="image27.jpg"/>
            <a:graphic>
              <a:graphicData uri="http://schemas.openxmlformats.org/drawingml/2006/picture">
                <pic:pic>
                  <pic:nvPicPr>
                    <pic:cNvPr id="0" name="image27.jp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general ( router ) and put it where are you want</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4"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 switch) tap</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4" name="image38.jpg"/>
            <a:graphic>
              <a:graphicData uri="http://schemas.openxmlformats.org/drawingml/2006/picture">
                <pic:pic>
                  <pic:nvPicPr>
                    <pic:cNvPr id="0" name="image38.jp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general ( switch ) and put it where are you want</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88174399"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88174366"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88174359"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88174395" name="image37.jpg"/>
            <a:graphic>
              <a:graphicData uri="http://schemas.openxmlformats.org/drawingml/2006/picture">
                <pic:pic>
                  <pic:nvPicPr>
                    <pic:cNvPr id="0" name="image37.jp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show the configuration of a router in Packet Tracer. The router's interfaces are set up with specific IP addresses: </w:t>
      </w:r>
      <w:r w:rsidDel="00000000" w:rsidR="00000000" w:rsidRPr="00000000">
        <w:rPr>
          <w:rFonts w:ascii="Times New Roman" w:cs="Times New Roman" w:eastAsia="Times New Roman" w:hAnsi="Times New Roman"/>
          <w:b w:val="1"/>
          <w:sz w:val="24"/>
          <w:szCs w:val="24"/>
          <w:rtl w:val="0"/>
        </w:rPr>
        <w:t xml:space="preserve">ex:</w:t>
      </w:r>
      <w:r w:rsidDel="00000000" w:rsidR="00000000" w:rsidRPr="00000000">
        <w:rPr>
          <w:rFonts w:ascii="Times New Roman" w:cs="Times New Roman" w:eastAsia="Times New Roman" w:hAnsi="Times New Roman"/>
          <w:sz w:val="24"/>
          <w:szCs w:val="24"/>
          <w:rtl w:val="0"/>
        </w:rPr>
        <w:t xml:space="preserve"> “ `FastEthernet0/0` with `179.1.8.97/27` and `Serial2/0` with `179.1.8.149/30` “. The `no shutdown` command is used to activate them. Additionally, OSPF routing is configured to manage the network, with a command to log changes in OSPF neighbor relationships. This setup connects different network segments, enabling communication across them.</w:t>
      </w:r>
    </w:p>
    <w:p w:rsidR="00000000" w:rsidDel="00000000" w:rsidP="00000000" w:rsidRDefault="00000000" w:rsidRPr="00000000" w14:paraId="00000168">
      <w:pPr>
        <w:pStyle w:val="Heading2"/>
        <w:rPr/>
      </w:pPr>
      <w:bookmarkStart w:colFirst="0" w:colLast="0" w:name="_heading=h.kvkq0vrydf0v" w:id="11"/>
      <w:bookmarkEnd w:id="11"/>
      <w:r w:rsidDel="00000000" w:rsidR="00000000" w:rsidRPr="00000000">
        <w:rPr>
          <w:rtl w:val="0"/>
        </w:rPr>
        <w:t xml:space="preserve">Part3:</w:t>
      </w:r>
    </w:p>
    <w:p w:rsidR="00000000" w:rsidDel="00000000" w:rsidP="00000000" w:rsidRDefault="00000000" w:rsidRPr="00000000" w14:paraId="00000169">
      <w:pPr>
        <w:pStyle w:val="Heading1"/>
        <w:rPr>
          <w:rFonts w:ascii="Times New Roman" w:cs="Times New Roman" w:eastAsia="Times New Roman" w:hAnsi="Times New Roman"/>
        </w:rPr>
      </w:pPr>
      <w:bookmarkStart w:colFirst="0" w:colLast="0" w:name="_heading=h.jalmfg4s4muw" w:id="12"/>
      <w:bookmarkEnd w:id="12"/>
      <w:r w:rsidDel="00000000" w:rsidR="00000000" w:rsidRPr="00000000">
        <w:rPr>
          <w:rFonts w:ascii="Times New Roman" w:cs="Times New Roman" w:eastAsia="Times New Roman" w:hAnsi="Times New Roman"/>
        </w:rPr>
        <w:drawing>
          <wp:inline distB="114300" distT="114300" distL="114300" distR="114300">
            <wp:extent cx="6391275" cy="3585064"/>
            <wp:effectExtent b="0" l="0" r="0" t="0"/>
            <wp:docPr id="1588174384" name="image29.jpg"/>
            <a:graphic>
              <a:graphicData uri="http://schemas.openxmlformats.org/drawingml/2006/picture">
                <pic:pic>
                  <pic:nvPicPr>
                    <pic:cNvPr id="0" name="image29.jpg"/>
                    <pic:cNvPicPr preferRelativeResize="0"/>
                  </pic:nvPicPr>
                  <pic:blipFill>
                    <a:blip r:embed="rId8"/>
                    <a:srcRect b="0" l="0" r="0" t="0"/>
                    <a:stretch>
                      <a:fillRect/>
                    </a:stretch>
                  </pic:blipFill>
                  <pic:spPr>
                    <a:xfrm>
                      <a:off x="0" y="0"/>
                      <a:ext cx="6391275" cy="358506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is a final image of the IP distribution on the devices. </w:t>
      </w:r>
      <w:r w:rsidDel="00000000" w:rsidR="00000000" w:rsidRPr="00000000">
        <w:rPr>
          <w:rtl w:val="0"/>
        </w:rPr>
      </w:r>
    </w:p>
    <w:p w:rsidR="00000000" w:rsidDel="00000000" w:rsidP="00000000" w:rsidRDefault="00000000" w:rsidRPr="00000000" w14:paraId="0000016B">
      <w:pPr>
        <w:pStyle w:val="Heading1"/>
        <w:rPr>
          <w:rFonts w:ascii="Times New Roman" w:cs="Times New Roman" w:eastAsia="Times New Roman" w:hAnsi="Times New Roman"/>
        </w:rPr>
      </w:pPr>
      <w:bookmarkStart w:colFirst="0" w:colLast="0" w:name="_heading=h.ijy5qatxv7rd" w:id="13"/>
      <w:bookmarkEnd w:id="13"/>
      <w:r w:rsidDel="00000000" w:rsidR="00000000" w:rsidRPr="00000000">
        <w:rPr>
          <w:rFonts w:ascii="Times New Roman" w:cs="Times New Roman" w:eastAsia="Times New Roman" w:hAnsi="Times New Roman"/>
          <w:rtl w:val="0"/>
        </w:rPr>
        <w:t xml:space="preserve">Task 2:</w:t>
      </w:r>
    </w:p>
    <w:p w:rsidR="00000000" w:rsidDel="00000000" w:rsidP="00000000" w:rsidRDefault="00000000" w:rsidRPr="00000000" w14:paraId="0000016C">
      <w:pPr>
        <w:pStyle w:val="Heading2"/>
        <w:rPr>
          <w:rFonts w:ascii="Times New Roman" w:cs="Times New Roman" w:eastAsia="Times New Roman" w:hAnsi="Times New Roman"/>
        </w:rPr>
      </w:pPr>
      <w:bookmarkStart w:colFirst="0" w:colLast="0" w:name="_heading=h.uplkorfmjule" w:id="14"/>
      <w:bookmarkEnd w:id="14"/>
      <w:r w:rsidDel="00000000" w:rsidR="00000000" w:rsidRPr="00000000">
        <w:rPr>
          <w:rFonts w:ascii="Times New Roman" w:cs="Times New Roman" w:eastAsia="Times New Roman" w:hAnsi="Times New Roman"/>
          <w:rtl w:val="0"/>
        </w:rPr>
        <w:t xml:space="preserve">part 1:</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id="1588174440"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have the HTTP server and it is on , and the file manager window shows a list of files and folders</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549900"/>
            <wp:effectExtent b="0" l="0" r="0" t="0"/>
            <wp:docPr id="158817436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have IP address , Subnet Mask , Default Gateway , DNS Server for HTTP server</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pStyle w:val="Heading2"/>
        <w:rPr>
          <w:rFonts w:ascii="Times New Roman" w:cs="Times New Roman" w:eastAsia="Times New Roman" w:hAnsi="Times New Roman"/>
        </w:rPr>
      </w:pPr>
      <w:bookmarkStart w:colFirst="0" w:colLast="0" w:name="_heading=h.km59wz9r5nv4" w:id="15"/>
      <w:bookmarkEnd w:id="15"/>
      <w:r w:rsidDel="00000000" w:rsidR="00000000" w:rsidRPr="00000000">
        <w:rPr>
          <w:rFonts w:ascii="Times New Roman" w:cs="Times New Roman" w:eastAsia="Times New Roman" w:hAnsi="Times New Roman"/>
          <w:rtl w:val="0"/>
        </w:rPr>
        <w:t xml:space="preserve">part 2:</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92700"/>
            <wp:effectExtent b="0" l="0" r="0" t="0"/>
            <wp:docPr id="1588174378"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have the DNS server and it is on , and we have the the domain name www.ENCS3320Summer.com</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613400"/>
            <wp:effectExtent b="0" l="0" r="0" t="0"/>
            <wp:docPr id="158817438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have IP Address , Subnet Mask , Default Gateway for DNS server</w:t>
      </w:r>
    </w:p>
    <w:p w:rsidR="00000000" w:rsidDel="00000000" w:rsidP="00000000" w:rsidRDefault="00000000" w:rsidRPr="00000000" w14:paraId="00000193">
      <w:pPr>
        <w:pStyle w:val="Heading2"/>
        <w:rPr>
          <w:rFonts w:ascii="Times New Roman" w:cs="Times New Roman" w:eastAsia="Times New Roman" w:hAnsi="Times New Roman"/>
        </w:rPr>
      </w:pPr>
      <w:bookmarkStart w:colFirst="0" w:colLast="0" w:name="_heading=h.qssof7v1shps" w:id="16"/>
      <w:bookmarkEnd w:id="16"/>
      <w:r w:rsidDel="00000000" w:rsidR="00000000" w:rsidRPr="00000000">
        <w:rPr>
          <w:rFonts w:ascii="Times New Roman" w:cs="Times New Roman" w:eastAsia="Times New Roman" w:hAnsi="Times New Roman"/>
          <w:rtl w:val="0"/>
        </w:rPr>
        <w:t xml:space="preserve">Part 3:</w:t>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24"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77"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pStyle w:val="Heading1"/>
        <w:rPr>
          <w:rFonts w:ascii="Times New Roman" w:cs="Times New Roman" w:eastAsia="Times New Roman" w:hAnsi="Times New Roman"/>
        </w:rPr>
      </w:pPr>
      <w:bookmarkStart w:colFirst="0" w:colLast="0" w:name="_heading=h.i7c8xhz0fku9" w:id="17"/>
      <w:bookmarkEnd w:id="17"/>
      <w:r w:rsidDel="00000000" w:rsidR="00000000" w:rsidRPr="00000000">
        <w:rPr>
          <w:rFonts w:ascii="Times New Roman" w:cs="Times New Roman" w:eastAsia="Times New Roman" w:hAnsi="Times New Roman"/>
          <w:rtl w:val="0"/>
        </w:rPr>
        <w:t xml:space="preserve">Task 3:</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10200"/>
            <wp:effectExtent b="0" l="0" r="0" t="0"/>
            <wp:docPr id="1588174435"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80000"/>
            <wp:effectExtent b="0" l="0" r="0" t="0"/>
            <wp:docPr id="158817437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321300"/>
            <wp:effectExtent b="0" l="0" r="0" t="0"/>
            <wp:docPr id="158817437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32400"/>
            <wp:effectExtent b="0" l="0" r="0" t="0"/>
            <wp:docPr id="1588174410"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Shortest Path First (OSPF) is a routing protocol that helps routers find the best path to send data. It's smart, fast, and works well in large networks.</w:t>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use OSPF:</w:t>
      </w:r>
    </w:p>
    <w:p w:rsidR="00000000" w:rsidDel="00000000" w:rsidP="00000000" w:rsidRDefault="00000000" w:rsidRPr="00000000" w14:paraId="000001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 OSPF:</w:t>
      </w:r>
    </w:p>
    <w:p w:rsidR="00000000" w:rsidDel="00000000" w:rsidP="00000000" w:rsidRDefault="00000000" w:rsidRPr="00000000" w14:paraId="000001C1">
      <w:pPr>
        <w:numPr>
          <w:ilvl w:val="0"/>
          <w:numId w:val="2"/>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router’s configuration mode and start OSPF by giving it a number (process ID).</w:t>
      </w:r>
    </w:p>
    <w:p w:rsidR="00000000" w:rsidDel="00000000" w:rsidP="00000000" w:rsidRDefault="00000000" w:rsidRPr="00000000" w14:paraId="000001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Networks to OSPF:</w:t>
      </w:r>
    </w:p>
    <w:p w:rsidR="00000000" w:rsidDel="00000000" w:rsidP="00000000" w:rsidRDefault="00000000" w:rsidRPr="00000000" w14:paraId="000001C3">
      <w:pPr>
        <w:numPr>
          <w:ilvl w:val="0"/>
          <w:numId w:val="6"/>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Tell OSPF which networks to manage and in which area they belong.</w:t>
      </w:r>
    </w:p>
    <w:p w:rsidR="00000000" w:rsidDel="00000000" w:rsidP="00000000" w:rsidRDefault="00000000" w:rsidRPr="00000000" w14:paraId="000001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(Optional) Set Router ID:</w:t>
      </w:r>
    </w:p>
    <w:p w:rsidR="00000000" w:rsidDel="00000000" w:rsidP="00000000" w:rsidRDefault="00000000" w:rsidRPr="00000000" w14:paraId="000001C5">
      <w:pPr>
        <w:numPr>
          <w:ilvl w:val="0"/>
          <w:numId w:val="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a unique ID to your router to identify it in the network.</w:t>
      </w:r>
    </w:p>
    <w:p w:rsidR="00000000" w:rsidDel="00000000" w:rsidP="00000000" w:rsidRDefault="00000000" w:rsidRPr="00000000" w14:paraId="000001C6">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w:t>
      </w:r>
    </w:p>
    <w:p w:rsidR="00000000" w:rsidDel="00000000" w:rsidP="00000000" w:rsidRDefault="00000000" w:rsidRPr="00000000" w14:paraId="000001C7">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router ospf 1</w:t>
      </w:r>
    </w:p>
    <w:p w:rsidR="00000000" w:rsidDel="00000000" w:rsidP="00000000" w:rsidRDefault="00000000" w:rsidRPr="00000000" w14:paraId="000001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log-adjacency-changes</w:t>
      </w:r>
    </w:p>
    <w:p w:rsidR="00000000" w:rsidDel="00000000" w:rsidP="00000000" w:rsidRDefault="00000000" w:rsidRPr="00000000" w14:paraId="000001C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179.1.8.144 0.0.0.3 area 0</w:t>
      </w:r>
    </w:p>
    <w:p w:rsidR="00000000" w:rsidDel="00000000" w:rsidP="00000000" w:rsidRDefault="00000000" w:rsidRPr="00000000" w14:paraId="000001C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179.1.8.148 0.0.0.3 area 0</w:t>
      </w:r>
    </w:p>
    <w:p w:rsidR="00000000" w:rsidDel="00000000" w:rsidP="00000000" w:rsidRDefault="00000000" w:rsidRPr="00000000" w14:paraId="000001C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179.1.8.128 0.0.0.7 area 4</w:t>
      </w:r>
    </w:p>
    <w:p w:rsidR="00000000" w:rsidDel="00000000" w:rsidP="00000000" w:rsidRDefault="00000000" w:rsidRPr="00000000" w14:paraId="000001C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179.1.8.136 0.0.0.7 area 4</w:t>
      </w:r>
    </w:p>
    <w:p w:rsidR="00000000" w:rsidDel="00000000" w:rsidP="00000000" w:rsidRDefault="00000000" w:rsidRPr="00000000" w14:paraId="000001C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router ospf 1</w:t>
      </w:r>
    </w:p>
    <w:p w:rsidR="00000000" w:rsidDel="00000000" w:rsidP="00000000" w:rsidRDefault="00000000" w:rsidRPr="00000000" w14:paraId="000001D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log-adjacency-changes</w:t>
      </w:r>
    </w:p>
    <w:p w:rsidR="00000000" w:rsidDel="00000000" w:rsidP="00000000" w:rsidRDefault="00000000" w:rsidRPr="00000000" w14:paraId="000001D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179.1.8.152 0.0.0.3 area 0</w:t>
      </w:r>
    </w:p>
    <w:p w:rsidR="00000000" w:rsidDel="00000000" w:rsidP="00000000" w:rsidRDefault="00000000" w:rsidRPr="00000000" w14:paraId="000001D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179.1.8.148 0.0.0.3 area 0</w:t>
      </w:r>
    </w:p>
    <w:p w:rsidR="00000000" w:rsidDel="00000000" w:rsidP="00000000" w:rsidRDefault="00000000" w:rsidRPr="00000000" w14:paraId="000001D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179.1.8.96 0.0.0.31 area 3</w:t>
      </w:r>
    </w:p>
    <w:p w:rsidR="00000000" w:rsidDel="00000000" w:rsidP="00000000" w:rsidRDefault="00000000" w:rsidRPr="00000000" w14:paraId="000001D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router ospf 1</w:t>
      </w:r>
    </w:p>
    <w:p w:rsidR="00000000" w:rsidDel="00000000" w:rsidP="00000000" w:rsidRDefault="00000000" w:rsidRPr="00000000" w14:paraId="000001D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log-adjacency-changes</w:t>
      </w:r>
    </w:p>
    <w:p w:rsidR="00000000" w:rsidDel="00000000" w:rsidP="00000000" w:rsidRDefault="00000000" w:rsidRPr="00000000" w14:paraId="000001D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179.1.8.64 0.0.0.31 area 1</w:t>
      </w:r>
    </w:p>
    <w:p w:rsidR="00000000" w:rsidDel="00000000" w:rsidP="00000000" w:rsidRDefault="00000000" w:rsidRPr="00000000" w14:paraId="000001D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179.1.8.144 0.0.0.3 area 0</w:t>
      </w:r>
    </w:p>
    <w:p w:rsidR="00000000" w:rsidDel="00000000" w:rsidP="00000000" w:rsidRDefault="00000000" w:rsidRPr="00000000" w14:paraId="000001D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179.1.8.156 0.0.0.3 area 0</w:t>
      </w:r>
    </w:p>
    <w:p w:rsidR="00000000" w:rsidDel="00000000" w:rsidP="00000000" w:rsidRDefault="00000000" w:rsidRPr="00000000" w14:paraId="000001D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router ospf 1</w:t>
      </w:r>
    </w:p>
    <w:p w:rsidR="00000000" w:rsidDel="00000000" w:rsidP="00000000" w:rsidRDefault="00000000" w:rsidRPr="00000000" w14:paraId="000001D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log-adjacency-changes</w:t>
      </w:r>
    </w:p>
    <w:p w:rsidR="00000000" w:rsidDel="00000000" w:rsidP="00000000" w:rsidRDefault="00000000" w:rsidRPr="00000000" w14:paraId="000001D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179.1.8.156 0.0.0.3 area 0</w:t>
      </w:r>
    </w:p>
    <w:p w:rsidR="00000000" w:rsidDel="00000000" w:rsidP="00000000" w:rsidRDefault="00000000" w:rsidRPr="00000000" w14:paraId="000001D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179.1.8.152 0.0.0.3 area 0</w:t>
      </w:r>
    </w:p>
    <w:p w:rsidR="00000000" w:rsidDel="00000000" w:rsidP="00000000" w:rsidRDefault="00000000" w:rsidRPr="00000000" w14:paraId="000001D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179.1.8.0 0.0.0.31 area 2</w:t>
      </w:r>
    </w:p>
    <w:p w:rsidR="00000000" w:rsidDel="00000000" w:rsidP="00000000" w:rsidRDefault="00000000" w:rsidRPr="00000000" w14:paraId="000001E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179.1.8.32 0.0.0.31 area 2</w:t>
      </w:r>
    </w:p>
    <w:p w:rsidR="00000000" w:rsidDel="00000000" w:rsidP="00000000" w:rsidRDefault="00000000" w:rsidRPr="00000000" w14:paraId="000001E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pStyle w:val="Heading1"/>
        <w:rPr>
          <w:rFonts w:ascii="Times New Roman" w:cs="Times New Roman" w:eastAsia="Times New Roman" w:hAnsi="Times New Roman"/>
        </w:rPr>
      </w:pPr>
      <w:bookmarkStart w:colFirst="0" w:colLast="0" w:name="_heading=h.3mr51eq6j60h" w:id="18"/>
      <w:bookmarkEnd w:id="18"/>
      <w:r w:rsidDel="00000000" w:rsidR="00000000" w:rsidRPr="00000000">
        <w:rPr>
          <w:rFonts w:ascii="Times New Roman" w:cs="Times New Roman" w:eastAsia="Times New Roman" w:hAnsi="Times New Roman"/>
          <w:rtl w:val="0"/>
        </w:rPr>
        <w:t xml:space="preserve">Task 4:</w:t>
      </w:r>
    </w:p>
    <w:p w:rsidR="00000000" w:rsidDel="00000000" w:rsidP="00000000" w:rsidRDefault="00000000" w:rsidRPr="00000000" w14:paraId="000001E8">
      <w:pPr>
        <w:pStyle w:val="Heading2"/>
        <w:rPr>
          <w:rFonts w:ascii="Times New Roman" w:cs="Times New Roman" w:eastAsia="Times New Roman" w:hAnsi="Times New Roman"/>
        </w:rPr>
      </w:pPr>
      <w:bookmarkStart w:colFirst="0" w:colLast="0" w:name="_heading=h.l1riwllmast9" w:id="19"/>
      <w:bookmarkEnd w:id="19"/>
      <w:r w:rsidDel="00000000" w:rsidR="00000000" w:rsidRPr="00000000">
        <w:rPr>
          <w:rFonts w:ascii="Times New Roman" w:cs="Times New Roman" w:eastAsia="Times New Roman" w:hAnsi="Times New Roman"/>
          <w:rtl w:val="0"/>
        </w:rPr>
        <w:t xml:space="preserve">part 1:</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45100"/>
            <wp:effectExtent b="0" l="0" r="0" t="0"/>
            <wp:docPr id="1588174376"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PC0 with ip 179.1.8.66 and it works as shown in picture</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40400"/>
            <wp:effectExtent b="0" l="0" r="0" t="0"/>
            <wp:docPr id="1588174436"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Laptop0 with ip 179.1.8.67 and it works as shown in picture</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588000"/>
            <wp:effectExtent b="0" l="0" r="0" t="0"/>
            <wp:docPr id="1588174442"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Laptop4 with ip 179.1.8.34 and it works as shown in picture</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15000"/>
            <wp:effectExtent b="0" l="0" r="0" t="0"/>
            <wp:docPr id="1588174420"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PC6 with ip 179.1.8.35 and it works as shown in picture</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99100"/>
            <wp:effectExtent b="0" l="0" r="0" t="0"/>
            <wp:docPr id="1588174370"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Laptop1 with ip 179.1.8.36 and it works as shown in picture</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676900"/>
            <wp:effectExtent b="0" l="0" r="0" t="0"/>
            <wp:docPr id="1588174385"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PC5 with ip 179.1.8.8 and it works as shown in picture</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61000"/>
            <wp:effectExtent b="0" l="0" r="0" t="0"/>
            <wp:docPr id="1588174421"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Laptop2 with ip 179.1.8.99 and it works as shown in picture</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54600"/>
            <wp:effectExtent b="0" l="0" r="0" t="0"/>
            <wp:docPr id="1588174368"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Laptop3 with ip 179.1.8.130 and it works as shown in picture</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54600"/>
            <wp:effectExtent b="0" l="0" r="0" t="0"/>
            <wp:docPr id="1588174392"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Laptop3 with ip 179.1.8.130 and it works as shown in picture</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35600"/>
            <wp:effectExtent b="0" l="0" r="0" t="0"/>
            <wp:docPr id="1588174400"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PC2 with ip 179.1.8.131 and it works as shown in picture</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73700"/>
            <wp:effectExtent b="0" l="0" r="0" t="0"/>
            <wp:docPr id="1588174431"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Tracert and ping for PC1 with ip 179.1.8.139 and it works as shown in picture</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pStyle w:val="Heading2"/>
        <w:rPr>
          <w:rFonts w:ascii="Times New Roman" w:cs="Times New Roman" w:eastAsia="Times New Roman" w:hAnsi="Times New Roman"/>
        </w:rPr>
      </w:pPr>
      <w:bookmarkStart w:colFirst="0" w:colLast="0" w:name="_heading=h.v41rs2sybxpv" w:id="20"/>
      <w:bookmarkEnd w:id="20"/>
      <w:r w:rsidDel="00000000" w:rsidR="00000000" w:rsidRPr="00000000">
        <w:rPr>
          <w:rtl w:val="0"/>
        </w:rPr>
      </w:r>
    </w:p>
    <w:p w:rsidR="00000000" w:rsidDel="00000000" w:rsidP="00000000" w:rsidRDefault="00000000" w:rsidRPr="00000000" w14:paraId="00000271">
      <w:pPr>
        <w:pStyle w:val="Heading2"/>
        <w:rPr>
          <w:rFonts w:ascii="Times New Roman" w:cs="Times New Roman" w:eastAsia="Times New Roman" w:hAnsi="Times New Roman"/>
        </w:rPr>
      </w:pPr>
      <w:bookmarkStart w:colFirst="0" w:colLast="0" w:name="_heading=h.5v92nr29zkq3" w:id="21"/>
      <w:bookmarkEnd w:id="21"/>
      <w:r w:rsidDel="00000000" w:rsidR="00000000" w:rsidRPr="00000000">
        <w:rPr>
          <w:rtl w:val="0"/>
        </w:rPr>
      </w:r>
    </w:p>
    <w:p w:rsidR="00000000" w:rsidDel="00000000" w:rsidP="00000000" w:rsidRDefault="00000000" w:rsidRPr="00000000" w14:paraId="00000272">
      <w:pPr>
        <w:pStyle w:val="Heading2"/>
        <w:rPr>
          <w:rFonts w:ascii="Times New Roman" w:cs="Times New Roman" w:eastAsia="Times New Roman" w:hAnsi="Times New Roman"/>
        </w:rPr>
      </w:pPr>
      <w:bookmarkStart w:colFirst="0" w:colLast="0" w:name="_heading=h.sg9vstz3leu7" w:id="22"/>
      <w:bookmarkEnd w:id="22"/>
      <w:r w:rsidDel="00000000" w:rsidR="00000000" w:rsidRPr="00000000">
        <w:rPr>
          <w:rFonts w:ascii="Times New Roman" w:cs="Times New Roman" w:eastAsia="Times New Roman" w:hAnsi="Times New Roman"/>
          <w:rtl w:val="0"/>
        </w:rPr>
        <w:t xml:space="preserve">part 2:</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58"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65"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PC0</w:t>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6"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46"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Laptop0</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86"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6"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Laptop4</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93"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38"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PC6</w:t>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8"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2"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Laptop1</w:t>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588174403"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34"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PC5</w:t>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588174428"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11"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PC4</w:t>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30"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1588174432"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Laptop2</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373"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Laptop3</w:t>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7"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PC2</w:t>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88174405"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PC3</w:t>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588174408"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 for PC1</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sdt>
      <w:sdtPr>
        <w:tag w:val="goog_rdk_3"/>
      </w:sdtPr>
      <w:sdtContent>
        <w:p w:rsidR="00000000" w:rsidDel="00000000" w:rsidP="00000000" w:rsidRDefault="00000000" w:rsidRPr="00000000" w14:paraId="00000332">
          <w:pPr>
            <w:rPr>
              <w:del w:author="baha jaghoob" w:id="0" w:date="2024-08-23T21:13:27Z"/>
              <w:rFonts w:ascii="Times New Roman" w:cs="Times New Roman" w:eastAsia="Times New Roman" w:hAnsi="Times New Roman"/>
            </w:rPr>
          </w:pPr>
          <w:sdt>
            <w:sdtPr>
              <w:tag w:val="goog_rdk_2"/>
            </w:sdtPr>
            <w:sdtContent>
              <w:del w:author="baha jaghoob" w:id="0" w:date="2024-08-23T21:13:27Z">
                <w:r w:rsidDel="00000000" w:rsidR="00000000" w:rsidRPr="00000000">
                  <w:rPr>
                    <w:rtl w:val="0"/>
                  </w:rPr>
                </w:r>
              </w:del>
            </w:sdtContent>
          </w:sdt>
        </w:p>
      </w:sdtContent>
    </w:sdt>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pStyle w:val="Heading1"/>
        <w:rPr>
          <w:rFonts w:ascii="Times New Roman" w:cs="Times New Roman" w:eastAsia="Times New Roman" w:hAnsi="Times New Roman"/>
        </w:rPr>
      </w:pPr>
      <w:bookmarkStart w:colFirst="0" w:colLast="0" w:name="_heading=h.2jx1r2wjd1u" w:id="23"/>
      <w:bookmarkEnd w:id="23"/>
      <w:r w:rsidDel="00000000" w:rsidR="00000000" w:rsidRPr="00000000">
        <w:rPr>
          <w:rFonts w:ascii="Times New Roman" w:cs="Times New Roman" w:eastAsia="Times New Roman" w:hAnsi="Times New Roman"/>
          <w:rtl w:val="0"/>
        </w:rPr>
        <w:t xml:space="preserve">Pie Chart:</w:t>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3200400"/>
            <wp:docPr id="1588174352" name=""/>
            <a:graphic>
              <a:graphicData uri="http://schemas.openxmlformats.org/drawingml/2006/chart">
                <c:chart r:id="rId79"/>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3">
      <w:pPr>
        <w:pStyle w:val="Heading1"/>
        <w:rPr>
          <w:rFonts w:ascii="Times New Roman" w:cs="Times New Roman" w:eastAsia="Times New Roman" w:hAnsi="Times New Roman"/>
        </w:rPr>
      </w:pPr>
      <w:bookmarkStart w:colFirst="0" w:colLast="0" w:name="_heading=h.pssc8lesxmlk" w:id="24"/>
      <w:bookmarkEnd w:id="24"/>
      <w:r w:rsidDel="00000000" w:rsidR="00000000" w:rsidRPr="00000000">
        <w:rPr>
          <w:rFonts w:ascii="Times New Roman" w:cs="Times New Roman" w:eastAsia="Times New Roman" w:hAnsi="Times New Roman"/>
          <w:rtl w:val="0"/>
        </w:rPr>
        <w:t xml:space="preserve">Work and report:</w:t>
      </w:r>
    </w:p>
    <w:p w:rsidR="00000000" w:rsidDel="00000000" w:rsidP="00000000" w:rsidRDefault="00000000" w:rsidRPr="00000000" w14:paraId="0000034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0: Mouath and Zaid</w:t>
      </w:r>
    </w:p>
    <w:p w:rsidR="00000000" w:rsidDel="00000000" w:rsidP="00000000" w:rsidRDefault="00000000" w:rsidRPr="00000000" w14:paraId="0000034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1: Bahaa and Zaid</w:t>
      </w:r>
    </w:p>
    <w:p w:rsidR="00000000" w:rsidDel="00000000" w:rsidP="00000000" w:rsidRDefault="00000000" w:rsidRPr="00000000" w14:paraId="0000034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Mouath , Bahaa and Zaid</w:t>
      </w:r>
    </w:p>
    <w:p w:rsidR="00000000" w:rsidDel="00000000" w:rsidP="00000000" w:rsidRDefault="00000000" w:rsidRPr="00000000" w14:paraId="0000034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3: Mouath and Bahaa</w:t>
      </w:r>
    </w:p>
    <w:p w:rsidR="00000000" w:rsidDel="00000000" w:rsidP="00000000" w:rsidRDefault="00000000" w:rsidRPr="00000000" w14:paraId="0000034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4: Mouath , Zaid and Bahaa</w:t>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pStyle w:val="Heading1"/>
        <w:rPr>
          <w:rFonts w:ascii="Times New Roman" w:cs="Times New Roman" w:eastAsia="Times New Roman" w:hAnsi="Times New Roman"/>
        </w:rPr>
      </w:pPr>
      <w:bookmarkStart w:colFirst="0" w:colLast="0" w:name="_heading=h.uo0lm3lza58a" w:id="25"/>
      <w:bookmarkEnd w:id="25"/>
      <w:r w:rsidDel="00000000" w:rsidR="00000000" w:rsidRPr="00000000">
        <w:rPr>
          <w:rFonts w:ascii="Times New Roman" w:cs="Times New Roman" w:eastAsia="Times New Roman" w:hAnsi="Times New Roman"/>
          <w:rtl w:val="0"/>
        </w:rPr>
        <w:t xml:space="preserve">The References:</w:t>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numPr>
          <w:ilvl w:val="0"/>
          <w:numId w:val="3"/>
        </w:numPr>
        <w:spacing w:after="0" w:afterAutospacing="0"/>
        <w:ind w:left="720" w:hanging="360"/>
        <w:rPr>
          <w:rFonts w:ascii="Times New Roman" w:cs="Times New Roman" w:eastAsia="Times New Roman" w:hAnsi="Times New Roman"/>
          <w:u w:val="none"/>
        </w:rPr>
      </w:pPr>
      <w:hyperlink r:id="rId80">
        <w:r w:rsidDel="00000000" w:rsidR="00000000" w:rsidRPr="00000000">
          <w:rPr>
            <w:rFonts w:ascii="Times New Roman" w:cs="Times New Roman" w:eastAsia="Times New Roman" w:hAnsi="Times New Roman"/>
            <w:color w:val="1155cc"/>
            <w:u w:val="single"/>
            <w:rtl w:val="0"/>
          </w:rPr>
          <w:t xml:space="preserve">IPv4</w:t>
        </w:r>
      </w:hyperlink>
      <w:r w:rsidDel="00000000" w:rsidR="00000000" w:rsidRPr="00000000">
        <w:rPr>
          <w:rtl w:val="0"/>
        </w:rPr>
      </w:r>
    </w:p>
    <w:p w:rsidR="00000000" w:rsidDel="00000000" w:rsidP="00000000" w:rsidRDefault="00000000" w:rsidRPr="00000000" w14:paraId="0000034E">
      <w:pPr>
        <w:numPr>
          <w:ilvl w:val="0"/>
          <w:numId w:val="3"/>
        </w:numPr>
        <w:spacing w:after="0" w:afterAutospacing="0"/>
        <w:ind w:left="720" w:hanging="360"/>
        <w:rPr>
          <w:rFonts w:ascii="Times New Roman" w:cs="Times New Roman" w:eastAsia="Times New Roman" w:hAnsi="Times New Roman"/>
          <w:u w:val="none"/>
        </w:rPr>
      </w:pPr>
      <w:hyperlink r:id="rId81">
        <w:r w:rsidDel="00000000" w:rsidR="00000000" w:rsidRPr="00000000">
          <w:rPr>
            <w:rFonts w:ascii="Times New Roman" w:cs="Times New Roman" w:eastAsia="Times New Roman" w:hAnsi="Times New Roman"/>
            <w:color w:val="1155cc"/>
            <w:u w:val="single"/>
            <w:rtl w:val="0"/>
          </w:rPr>
          <w:t xml:space="preserve">network Gateway</w:t>
        </w:r>
      </w:hyperlink>
      <w:r w:rsidDel="00000000" w:rsidR="00000000" w:rsidRPr="00000000">
        <w:rPr>
          <w:rtl w:val="0"/>
        </w:rPr>
      </w:r>
    </w:p>
    <w:p w:rsidR="00000000" w:rsidDel="00000000" w:rsidP="00000000" w:rsidRDefault="00000000" w:rsidRPr="00000000" w14:paraId="0000034F">
      <w:pPr>
        <w:numPr>
          <w:ilvl w:val="0"/>
          <w:numId w:val="3"/>
        </w:numPr>
        <w:spacing w:after="0" w:afterAutospacing="0"/>
        <w:ind w:left="720" w:hanging="360"/>
        <w:rPr>
          <w:rFonts w:ascii="Times New Roman" w:cs="Times New Roman" w:eastAsia="Times New Roman" w:hAnsi="Times New Roman"/>
          <w:u w:val="none"/>
        </w:rPr>
      </w:pPr>
      <w:hyperlink r:id="rId82">
        <w:r w:rsidDel="00000000" w:rsidR="00000000" w:rsidRPr="00000000">
          <w:rPr>
            <w:rFonts w:ascii="Times New Roman" w:cs="Times New Roman" w:eastAsia="Times New Roman" w:hAnsi="Times New Roman"/>
            <w:color w:val="1155cc"/>
            <w:u w:val="single"/>
            <w:rtl w:val="0"/>
          </w:rPr>
          <w:t xml:space="preserve">Packet Tracer</w:t>
        </w:r>
      </w:hyperlink>
      <w:r w:rsidDel="00000000" w:rsidR="00000000" w:rsidRPr="00000000">
        <w:rPr>
          <w:rtl w:val="0"/>
        </w:rPr>
      </w:r>
    </w:p>
    <w:p w:rsidR="00000000" w:rsidDel="00000000" w:rsidP="00000000" w:rsidRDefault="00000000" w:rsidRPr="00000000" w14:paraId="00000350">
      <w:pPr>
        <w:numPr>
          <w:ilvl w:val="0"/>
          <w:numId w:val="3"/>
        </w:numPr>
        <w:spacing w:after="0" w:afterAutospacing="0"/>
        <w:ind w:left="720" w:hanging="360"/>
        <w:rPr>
          <w:rFonts w:ascii="Times New Roman" w:cs="Times New Roman" w:eastAsia="Times New Roman" w:hAnsi="Times New Roman"/>
          <w:u w:val="none"/>
        </w:rPr>
      </w:pPr>
      <w:hyperlink r:id="rId83">
        <w:r w:rsidDel="00000000" w:rsidR="00000000" w:rsidRPr="00000000">
          <w:rPr>
            <w:rFonts w:ascii="Times New Roman" w:cs="Times New Roman" w:eastAsia="Times New Roman" w:hAnsi="Times New Roman"/>
            <w:color w:val="1155cc"/>
            <w:u w:val="single"/>
            <w:rtl w:val="0"/>
          </w:rPr>
          <w:t xml:space="preserve">Subnet Mask</w:t>
        </w:r>
      </w:hyperlink>
      <w:r w:rsidDel="00000000" w:rsidR="00000000" w:rsidRPr="00000000">
        <w:rPr>
          <w:rtl w:val="0"/>
        </w:rPr>
      </w:r>
    </w:p>
    <w:p w:rsidR="00000000" w:rsidDel="00000000" w:rsidP="00000000" w:rsidRDefault="00000000" w:rsidRPr="00000000" w14:paraId="00000351">
      <w:pPr>
        <w:numPr>
          <w:ilvl w:val="0"/>
          <w:numId w:val="3"/>
        </w:numPr>
        <w:ind w:left="720" w:hanging="360"/>
        <w:rPr>
          <w:rFonts w:ascii="Times New Roman" w:cs="Times New Roman" w:eastAsia="Times New Roman" w:hAnsi="Times New Roman"/>
          <w:u w:val="none"/>
        </w:rPr>
      </w:pPr>
      <w:hyperlink r:id="rId84">
        <w:r w:rsidDel="00000000" w:rsidR="00000000" w:rsidRPr="00000000">
          <w:rPr>
            <w:rFonts w:ascii="Times New Roman" w:cs="Times New Roman" w:eastAsia="Times New Roman" w:hAnsi="Times New Roman"/>
            <w:color w:val="1155cc"/>
            <w:u w:val="single"/>
            <w:rtl w:val="0"/>
          </w:rPr>
          <w:t xml:space="preserve">Tracert</w:t>
        </w:r>
      </w:hyperlink>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rPr>
      </w:pPr>
      <w:r w:rsidDel="00000000" w:rsidR="00000000" w:rsidRPr="00000000">
        <w:rPr>
          <w:rtl w:val="0"/>
        </w:rPr>
      </w:r>
    </w:p>
    <w:sectPr>
      <w:headerReference r:id="rId85" w:type="default"/>
      <w:footerReference r:id="rId8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1">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0">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hyperlink" Target="https://builtin.com/articles/traceroute" TargetMode="External"/><Relationship Id="rId83" Type="http://schemas.openxmlformats.org/officeDocument/2006/relationships/hyperlink" Target="https://www.auvik.com/franklyit/blog/what-is-subnet-mask/" TargetMode="External"/><Relationship Id="rId42" Type="http://schemas.openxmlformats.org/officeDocument/2006/relationships/image" Target="media/image26.png"/><Relationship Id="rId86" Type="http://schemas.openxmlformats.org/officeDocument/2006/relationships/footer" Target="footer1.xml"/><Relationship Id="rId41" Type="http://schemas.openxmlformats.org/officeDocument/2006/relationships/image" Target="media/image24.png"/><Relationship Id="rId85" Type="http://schemas.openxmlformats.org/officeDocument/2006/relationships/header" Target="header1.xml"/><Relationship Id="rId44" Type="http://schemas.openxmlformats.org/officeDocument/2006/relationships/image" Target="media/image23.png"/><Relationship Id="rId43" Type="http://schemas.openxmlformats.org/officeDocument/2006/relationships/image" Target="media/image60.png"/><Relationship Id="rId46" Type="http://schemas.openxmlformats.org/officeDocument/2006/relationships/image" Target="media/image16.png"/><Relationship Id="rId45" Type="http://schemas.openxmlformats.org/officeDocument/2006/relationships/image" Target="media/image61.png"/><Relationship Id="rId80" Type="http://schemas.openxmlformats.org/officeDocument/2006/relationships/hyperlink" Target="https://www.geeksforgeeks.org/what-is-ipv4/" TargetMode="External"/><Relationship Id="rId82" Type="http://schemas.openxmlformats.org/officeDocument/2006/relationships/hyperlink" Target="https://www.geeksforgeeks.org/what-is-cisco-packet-tracer/" TargetMode="External"/><Relationship Id="rId81" Type="http://schemas.openxmlformats.org/officeDocument/2006/relationships/hyperlink" Target="https://www.cisco.com/c/en/us/products/routers/what-is-a-network-gateway.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48" Type="http://schemas.openxmlformats.org/officeDocument/2006/relationships/image" Target="media/image46.png"/><Relationship Id="rId47" Type="http://schemas.openxmlformats.org/officeDocument/2006/relationships/image" Target="media/image1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image" Target="media/image51.jpg"/><Relationship Id="rId73" Type="http://schemas.openxmlformats.org/officeDocument/2006/relationships/image" Target="media/image63.png"/><Relationship Id="rId72" Type="http://schemas.openxmlformats.org/officeDocument/2006/relationships/image" Target="media/image50.png"/><Relationship Id="rId31" Type="http://schemas.openxmlformats.org/officeDocument/2006/relationships/image" Target="media/image73.jpg"/><Relationship Id="rId75" Type="http://schemas.openxmlformats.org/officeDocument/2006/relationships/image" Target="media/image18.png"/><Relationship Id="rId30" Type="http://schemas.openxmlformats.org/officeDocument/2006/relationships/image" Target="media/image74.jpg"/><Relationship Id="rId74" Type="http://schemas.openxmlformats.org/officeDocument/2006/relationships/image" Target="media/image62.png"/><Relationship Id="rId33" Type="http://schemas.openxmlformats.org/officeDocument/2006/relationships/image" Target="media/image3.jpg"/><Relationship Id="rId77" Type="http://schemas.openxmlformats.org/officeDocument/2006/relationships/image" Target="media/image44.png"/><Relationship Id="rId32" Type="http://schemas.openxmlformats.org/officeDocument/2006/relationships/image" Target="media/image27.jpg"/><Relationship Id="rId76" Type="http://schemas.openxmlformats.org/officeDocument/2006/relationships/image" Target="media/image41.png"/><Relationship Id="rId35" Type="http://schemas.openxmlformats.org/officeDocument/2006/relationships/image" Target="media/image43.jpg"/><Relationship Id="rId79" Type="http://schemas.openxmlformats.org/officeDocument/2006/relationships/chart" Target="charts/chart1.xml"/><Relationship Id="rId34" Type="http://schemas.openxmlformats.org/officeDocument/2006/relationships/image" Target="media/image38.jpg"/><Relationship Id="rId78" Type="http://schemas.openxmlformats.org/officeDocument/2006/relationships/image" Target="media/image47.png"/><Relationship Id="rId71" Type="http://schemas.openxmlformats.org/officeDocument/2006/relationships/image" Target="media/image64.png"/><Relationship Id="rId70" Type="http://schemas.openxmlformats.org/officeDocument/2006/relationships/image" Target="media/image65.png"/><Relationship Id="rId37" Type="http://schemas.openxmlformats.org/officeDocument/2006/relationships/image" Target="media/image7.jpg"/><Relationship Id="rId36" Type="http://schemas.openxmlformats.org/officeDocument/2006/relationships/image" Target="media/image14.jpg"/><Relationship Id="rId39" Type="http://schemas.openxmlformats.org/officeDocument/2006/relationships/image" Target="media/image67.png"/><Relationship Id="rId38" Type="http://schemas.openxmlformats.org/officeDocument/2006/relationships/image" Target="media/image37.jpg"/><Relationship Id="rId62" Type="http://schemas.openxmlformats.org/officeDocument/2006/relationships/image" Target="media/image72.png"/><Relationship Id="rId61" Type="http://schemas.openxmlformats.org/officeDocument/2006/relationships/image" Target="media/image45.png"/><Relationship Id="rId20" Type="http://schemas.openxmlformats.org/officeDocument/2006/relationships/image" Target="media/image4.jpg"/><Relationship Id="rId64" Type="http://schemas.openxmlformats.org/officeDocument/2006/relationships/image" Target="media/image33.png"/><Relationship Id="rId63" Type="http://schemas.openxmlformats.org/officeDocument/2006/relationships/image" Target="media/image32.png"/><Relationship Id="rId22" Type="http://schemas.openxmlformats.org/officeDocument/2006/relationships/image" Target="media/image9.jpg"/><Relationship Id="rId66" Type="http://schemas.openxmlformats.org/officeDocument/2006/relationships/image" Target="media/image70.png"/><Relationship Id="rId21" Type="http://schemas.openxmlformats.org/officeDocument/2006/relationships/image" Target="media/image35.jpg"/><Relationship Id="rId65" Type="http://schemas.openxmlformats.org/officeDocument/2006/relationships/image" Target="media/image31.png"/><Relationship Id="rId24" Type="http://schemas.openxmlformats.org/officeDocument/2006/relationships/image" Target="media/image28.jpg"/><Relationship Id="rId68" Type="http://schemas.openxmlformats.org/officeDocument/2006/relationships/image" Target="media/image42.png"/><Relationship Id="rId23" Type="http://schemas.openxmlformats.org/officeDocument/2006/relationships/image" Target="media/image49.jpg"/><Relationship Id="rId67" Type="http://schemas.openxmlformats.org/officeDocument/2006/relationships/image" Target="media/image57.png"/><Relationship Id="rId60" Type="http://schemas.openxmlformats.org/officeDocument/2006/relationships/image" Target="media/image15.png"/><Relationship Id="rId26" Type="http://schemas.openxmlformats.org/officeDocument/2006/relationships/image" Target="media/image21.jpg"/><Relationship Id="rId25" Type="http://schemas.openxmlformats.org/officeDocument/2006/relationships/image" Target="media/image8.jpg"/><Relationship Id="rId69" Type="http://schemas.openxmlformats.org/officeDocument/2006/relationships/image" Target="media/image48.png"/><Relationship Id="rId28" Type="http://schemas.openxmlformats.org/officeDocument/2006/relationships/image" Target="media/image56.jpg"/><Relationship Id="rId27" Type="http://schemas.openxmlformats.org/officeDocument/2006/relationships/image" Target="media/image10.jpg"/><Relationship Id="rId29" Type="http://schemas.openxmlformats.org/officeDocument/2006/relationships/image" Target="media/image36.jpg"/><Relationship Id="rId51" Type="http://schemas.openxmlformats.org/officeDocument/2006/relationships/image" Target="media/image71.png"/><Relationship Id="rId50" Type="http://schemas.openxmlformats.org/officeDocument/2006/relationships/image" Target="media/image66.png"/><Relationship Id="rId53" Type="http://schemas.openxmlformats.org/officeDocument/2006/relationships/image" Target="media/image5.png"/><Relationship Id="rId52" Type="http://schemas.openxmlformats.org/officeDocument/2006/relationships/image" Target="media/image53.png"/><Relationship Id="rId11" Type="http://schemas.openxmlformats.org/officeDocument/2006/relationships/image" Target="media/image54.jpg"/><Relationship Id="rId55" Type="http://schemas.openxmlformats.org/officeDocument/2006/relationships/image" Target="media/image58.png"/><Relationship Id="rId10" Type="http://schemas.openxmlformats.org/officeDocument/2006/relationships/image" Target="media/image52.jpg"/><Relationship Id="rId54" Type="http://schemas.openxmlformats.org/officeDocument/2006/relationships/image" Target="media/image25.png"/><Relationship Id="rId13" Type="http://schemas.openxmlformats.org/officeDocument/2006/relationships/image" Target="media/image13.jpg"/><Relationship Id="rId57" Type="http://schemas.openxmlformats.org/officeDocument/2006/relationships/image" Target="media/image39.png"/><Relationship Id="rId12" Type="http://schemas.openxmlformats.org/officeDocument/2006/relationships/image" Target="media/image55.jpg"/><Relationship Id="rId56" Type="http://schemas.openxmlformats.org/officeDocument/2006/relationships/image" Target="media/image6.png"/><Relationship Id="rId15" Type="http://schemas.openxmlformats.org/officeDocument/2006/relationships/image" Target="media/image12.jpg"/><Relationship Id="rId59" Type="http://schemas.openxmlformats.org/officeDocument/2006/relationships/image" Target="media/image2.png"/><Relationship Id="rId14" Type="http://schemas.openxmlformats.org/officeDocument/2006/relationships/image" Target="media/image34.jpg"/><Relationship Id="rId58" Type="http://schemas.openxmlformats.org/officeDocument/2006/relationships/image" Target="media/image59.png"/><Relationship Id="rId17" Type="http://schemas.openxmlformats.org/officeDocument/2006/relationships/image" Target="media/image22.jpg"/><Relationship Id="rId16" Type="http://schemas.openxmlformats.org/officeDocument/2006/relationships/image" Target="media/image68.jpg"/><Relationship Id="rId19" Type="http://schemas.openxmlformats.org/officeDocument/2006/relationships/image" Target="media/image40.jpg"/><Relationship Id="rId18" Type="http://schemas.openxmlformats.org/officeDocument/2006/relationships/image" Target="media/image11.jp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a:t>
            </a:r>
            <a:r>
              <a:rPr lang="en-US" baseline="0"/>
              <a:t> Done</a:t>
            </a:r>
            <a:endParaRPr lang="ar-E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ورقة1!$B$1</c:f>
              <c:strCache>
                <c:ptCount val="1"/>
                <c:pt idx="0">
                  <c:v>المبيعات</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D4-44D1-A55A-C065E278178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D4-44D1-A55A-C065E278178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D4-44D1-A55A-C065E278178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D4-44D1-A55A-C065E2781785}"/>
              </c:ext>
            </c:extLst>
          </c:dPt>
          <c:cat>
            <c:strRef>
              <c:f>ورقة1!$A$2:$A$5</c:f>
              <c:strCache>
                <c:ptCount val="3"/>
                <c:pt idx="0">
                  <c:v>Bahaa Bani Shamsaa</c:v>
                </c:pt>
                <c:pt idx="1">
                  <c:v>Mouath Masalmah</c:v>
                </c:pt>
                <c:pt idx="2">
                  <c:v>Zaid Mousa</c:v>
                </c:pt>
              </c:strCache>
            </c:strRef>
          </c:cat>
          <c:val>
            <c:numRef>
              <c:f>ورقة1!$B$2:$B$5</c:f>
              <c:numCache>
                <c:formatCode>General</c:formatCode>
                <c:ptCount val="4"/>
                <c:pt idx="0">
                  <c:v>33</c:v>
                </c:pt>
                <c:pt idx="1">
                  <c:v>33</c:v>
                </c:pt>
                <c:pt idx="2">
                  <c:v>34</c:v>
                </c:pt>
              </c:numCache>
            </c:numRef>
          </c:val>
          <c:extLst>
            <c:ext xmlns:c16="http://schemas.microsoft.com/office/drawing/2014/chart" uri="{C3380CC4-5D6E-409C-BE32-E72D297353CC}">
              <c16:uniqueId val="{00000000-2813-4AE2-9D0C-D74DEA38C90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5KLBr0AKOX60q9iq+ofnfvHLAg==">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2024-08-20T14:57:00Z</dcterms:created>
  <dc:creator>Baha Jaghoob12</dc:creator>
</cp:coreProperties>
</file>